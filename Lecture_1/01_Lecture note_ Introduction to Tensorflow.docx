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rFonts w:ascii="EB Garamond" w:cs="EB Garamond" w:eastAsia="EB Garamond" w:hAnsi="EB Garamond"/>
        </w:rPr>
      </w:pPr>
      <w:bookmarkStart w:colFirst="0" w:colLast="0" w:name="_d4hnkrrpy96m" w:id="0"/>
      <w:bookmarkEnd w:id="0"/>
      <w:ins w:author="Anonymous" w:id="0" w:date="2018-03-11T16:24:02Z">
        <w:del w:author="Anonymous" w:id="1" w:date="2018-03-11T16:24:29Z">
          <w:r w:rsidDel="00000000" w:rsidR="00000000" w:rsidRPr="00000000">
            <w:rPr>
              <w:rtl w:val="0"/>
            </w:rPr>
            <w:delText xml:space="preserve">d</w:delText>
          </w:r>
        </w:del>
      </w:ins>
      <w:r w:rsidDel="00000000" w:rsidR="00000000" w:rsidRPr="00000000">
        <w:rPr>
          <w:rFonts w:ascii="EB Garamond" w:cs="EB Garamond" w:eastAsia="EB Garamond" w:hAnsi="EB Garamond"/>
          <w:rtl w:val="0"/>
        </w:rPr>
        <w:t xml:space="preserve">Lecture note 1: Introduction to TensorFlow</w:t>
      </w:r>
      <w:ins w:author="Anonymous" w:id="2" w:date="2018-03-11T16:24:40Z">
        <w:r w:rsidDel="00000000" w:rsidR="00000000" w:rsidRPr="00000000">
          <w:rPr>
            <w:rtl w:val="0"/>
            <w:rPrChange w:author="Anonymous" w:id="3" w:date="2018-03-11T16:24:40Z">
              <w:rPr>
                <w:rFonts w:ascii="EB Garamond" w:cs="EB Garamond" w:eastAsia="EB Garamond" w:hAnsi="EB Garamond"/>
              </w:rPr>
            </w:rPrChange>
          </w:rPr>
          <w:t xml:space="preserve"> </w:t>
        </w:r>
      </w:ins>
      <w:del w:author="Anonymous" w:id="2" w:date="2018-03-11T16:24:40Z">
        <w:r w:rsidDel="00000000" w:rsidR="00000000" w:rsidRPr="00000000">
          <w:rPr>
            <w:rFonts w:ascii="EB Garamond" w:cs="EB Garamond" w:eastAsia="EB Garamond" w:hAnsi="EB Garamond"/>
            <w:rtl w:val="0"/>
          </w:rPr>
          <w:delText xml:space="preserve"> </w:delText>
        </w:r>
      </w:del>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4">
      <w:pPr>
        <w:pStyle w:val="Heading2"/>
        <w:contextualSpacing w:val="0"/>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an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are both flexible and scalable, allowing users to streamline from research into production.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1">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E">
      <w:pPr>
        <w:pStyle w:val="Heading3"/>
        <w:contextualSpacing w:val="0"/>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1F">
      <w:pP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8.gif"/>
            <a:graphic>
              <a:graphicData uri="http://schemas.openxmlformats.org/drawingml/2006/picture">
                <pic:pic>
                  <pic:nvPicPr>
                    <pic:cNvPr id="0" name="image8.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2F">
      <w:pPr>
        <w:pStyle w:val="Heading2"/>
        <w:contextualSpacing w:val="0"/>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3">
      <w:pPr>
        <w:pStyle w:val="Heading2"/>
        <w:contextualSpacing w:val="0"/>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4">
      <w:pPr>
        <w:contextualSpacing w:val="0"/>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5">
      <w:pPr>
        <w:contextualSpacing w:val="0"/>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6">
      <w:pPr>
        <w:contextualSpacing w:val="0"/>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7">
      <w:pPr>
        <w:contextualSpacing w:val="0"/>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There are also several introductory books on TensorFlow.</w:t>
      </w:r>
    </w:p>
    <w:p w:rsidR="00000000" w:rsidDel="00000000" w:rsidP="00000000" w:rsidRDefault="00000000" w:rsidRPr="00000000" w14:paraId="0000003A">
      <w:pPr>
        <w:numPr>
          <w:ilvl w:val="0"/>
          <w:numId w:val="1"/>
        </w:numPr>
        <w:ind w:left="720" w:hanging="360"/>
        <w:contextualSpacing w:val="1"/>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B">
      <w:pPr>
        <w:numPr>
          <w:ilvl w:val="0"/>
          <w:numId w:val="1"/>
        </w:numPr>
        <w:ind w:left="720" w:hanging="360"/>
        <w:contextualSpacing w:val="1"/>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C">
      <w:pPr>
        <w:numPr>
          <w:ilvl w:val="0"/>
          <w:numId w:val="1"/>
        </w:numPr>
        <w:ind w:left="720" w:hanging="360"/>
        <w:contextualSpacing w:val="1"/>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D">
      <w:pPr>
        <w:numPr>
          <w:ilvl w:val="0"/>
          <w:numId w:val="1"/>
        </w:numPr>
        <w:ind w:left="720" w:hanging="360"/>
        <w:contextualSpacing w:val="1"/>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E">
      <w:pPr>
        <w:pStyle w:val="Heading2"/>
        <w:contextualSpacing w:val="0"/>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3F">
      <w:pPr>
        <w:contextualSpacing w:val="0"/>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0">
      <w:pPr>
        <w:contextualSpacing w:val="0"/>
        <w:rPr/>
      </w:pPr>
      <w:r w:rsidDel="00000000" w:rsidR="00000000" w:rsidRPr="00000000">
        <w:rPr>
          <w:rtl w:val="0"/>
        </w:rPr>
        <w:t xml:space="preserve">Phase 1: assemble a graph</w:t>
      </w:r>
    </w:p>
    <w:p w:rsidR="00000000" w:rsidDel="00000000" w:rsidP="00000000" w:rsidRDefault="00000000" w:rsidRPr="00000000" w14:paraId="00000041">
      <w:pPr>
        <w:contextualSpacing w:val="0"/>
        <w:rPr/>
      </w:pPr>
      <w:r w:rsidDel="00000000" w:rsidR="00000000" w:rsidRPr="00000000">
        <w:rPr>
          <w:rtl w:val="0"/>
        </w:rPr>
        <w:t xml:space="preserve">Phase 2: use a session to execute operations in the graph.</w:t>
      </w:r>
    </w:p>
    <w:p w:rsidR="00000000" w:rsidDel="00000000" w:rsidP="00000000" w:rsidRDefault="00000000" w:rsidRPr="00000000" w14:paraId="00000042">
      <w:pPr>
        <w:contextualSpacing w:val="0"/>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b w:val="0"/>
        <w:i w:val="0"/>
        <w:smallCaps w:val="0"/>
        <w:strike w:val="0"/>
        <w:color w:val="000000"/>
        <w:sz w:val="24"/>
        <w:szCs w:val="24"/>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0.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5.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8.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6.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4.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